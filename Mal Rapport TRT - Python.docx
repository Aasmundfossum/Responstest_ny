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18"/>
          <w:sz w:val="22"/>
          <w:szCs w:val="22"/>
        </w:rPr>
        <w:id w:val="-1865278945"/>
        <w:docPartObj>
          <w:docPartGallery w:val="Cover Pages"/>
          <w:docPartUnique/>
        </w:docPartObj>
      </w:sdtPr>
      <w:sdtEndPr>
        <w:rPr>
          <w:b/>
          <w:bCs/>
        </w:rPr>
      </w:sdtEndPr>
      <w:sdtContent>
        <w:p w14:paraId="2C54AAE8" w14:textId="64842F13" w:rsidR="003E20D5" w:rsidRDefault="003E20D5" w:rsidP="003E20D5">
          <w:pPr>
            <w:pStyle w:val="Subtitle"/>
            <w:spacing w:after="180" w:line="240" w:lineRule="auto"/>
            <w:ind w:left="705"/>
            <w:rPr>
              <w:sz w:val="68"/>
              <w:szCs w:val="68"/>
            </w:rPr>
          </w:pPr>
          <w:r>
            <w:rPr>
              <w:noProof/>
            </w:rPr>
            <w:drawing>
              <wp:anchor distT="0" distB="0" distL="114300" distR="114300" simplePos="0" relativeHeight="251665407" behindDoc="1" locked="0" layoutInCell="1" allowOverlap="1" wp14:anchorId="69458CE1" wp14:editId="26919677">
                <wp:simplePos x="0" y="0"/>
                <wp:positionH relativeFrom="page">
                  <wp:align>right</wp:align>
                </wp:positionH>
                <wp:positionV relativeFrom="paragraph">
                  <wp:posOffset>-1302385</wp:posOffset>
                </wp:positionV>
                <wp:extent cx="7559675" cy="10695305"/>
                <wp:effectExtent l="0" t="0" r="3175" b="0"/>
                <wp:wrapNone/>
                <wp:docPr id="9" name="Bilde 9"/>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Pr="009F1A27">
            <w:rPr>
              <w:sz w:val="68"/>
              <w:szCs w:val="68"/>
            </w:rPr>
            <w:t xml:space="preserve">Termisk responstest – </w:t>
          </w:r>
          <w:r w:rsidRPr="009F1A27">
            <w:rPr>
              <w:sz w:val="68"/>
              <w:szCs w:val="68"/>
              <w:highlight w:val="yellow"/>
            </w:rPr>
            <w:t>[python_sted]</w:t>
          </w:r>
        </w:p>
        <w:p w14:paraId="28176812" w14:textId="472D400D" w:rsidR="003E20D5" w:rsidRPr="003E20D5" w:rsidRDefault="003E20D5" w:rsidP="003E20D5">
          <w:pPr>
            <w:pStyle w:val="Subtitle"/>
            <w:spacing w:after="180" w:line="240" w:lineRule="auto"/>
            <w:ind w:left="705"/>
            <w:rPr>
              <w:sz w:val="68"/>
              <w:szCs w:val="68"/>
            </w:rPr>
          </w:pPr>
          <w:r>
            <w:rPr>
              <w:sz w:val="68"/>
              <w:szCs w:val="68"/>
            </w:rPr>
            <w:br/>
          </w:r>
          <w:r w:rsidRPr="009F1A27">
            <w:rPr>
              <w:highlight w:val="yellow"/>
            </w:rPr>
            <w:t>[python_bronnborer]</w:t>
          </w:r>
        </w:p>
        <w:p w14:paraId="46038000" w14:textId="1D78A8BE" w:rsidR="00DD49C8" w:rsidRPr="00251DF4" w:rsidRDefault="00DD49C8" w:rsidP="00E31C0C">
          <w:r w:rsidRPr="00251DF4">
            <w:rPr>
              <w:noProof/>
            </w:rPr>
            <mc:AlternateContent>
              <mc:Choice Requires="wps">
                <w:drawing>
                  <wp:anchor distT="0" distB="0" distL="114300" distR="114300" simplePos="0" relativeHeight="251672576" behindDoc="0" locked="0" layoutInCell="1" allowOverlap="1" wp14:anchorId="1C64B34E" wp14:editId="1D3205A7">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C64B34E" id="_x0000_t202" coordsize="21600,21600" o:spt="202" path="m,l,21600r21600,l21600,xe">
                    <v:stroke joinstyle="miter"/>
                    <v:path gradientshapeok="t" o:connecttype="rect"/>
                  </v:shapetype>
                  <v:shape id="Asplanviak.no" o:spid="_x0000_s1026"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7"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uxFw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v:textbox>
                    <w10:wrap anchorx="page" anchory="page"/>
                  </v:shape>
                </w:pict>
              </mc:Fallback>
            </mc:AlternateContent>
          </w:r>
        </w:p>
        <w:p w14:paraId="0F525DD0" w14:textId="77777777" w:rsidR="00DD49C8" w:rsidRPr="00251DF4" w:rsidRDefault="00DD49C8">
          <w:pPr>
            <w:spacing w:line="259" w:lineRule="auto"/>
            <w:rPr>
              <w:b/>
              <w:bCs/>
            </w:rPr>
          </w:pPr>
          <w:r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60882B81" w14:textId="77777777" w:rsidR="009F1A27" w:rsidRDefault="009F1A27" w:rsidP="009F1A27">
      <w:pPr>
        <w:pStyle w:val="formaterie--dokumentinfo"/>
      </w:pPr>
      <w:r>
        <w:t>Oppdragsgiver:</w:t>
      </w:r>
      <w:r>
        <w:tab/>
      </w:r>
      <w:r w:rsidRPr="009F1A27">
        <w:rPr>
          <w:highlight w:val="yellow"/>
        </w:rPr>
        <w:t>[python_bronnborer]</w:t>
      </w:r>
    </w:p>
    <w:p w14:paraId="62F9EFDE" w14:textId="77777777" w:rsidR="009F1A27" w:rsidRDefault="009F1A27" w:rsidP="009F1A27">
      <w:pPr>
        <w:pStyle w:val="formaterie--dokumentinfo"/>
      </w:pPr>
      <w:r>
        <w:t>Tittel på rapport:</w:t>
      </w:r>
      <w:r>
        <w:tab/>
        <w:t xml:space="preserve">Termisk responstest – </w:t>
      </w:r>
      <w:r w:rsidRPr="009F1A27">
        <w:rPr>
          <w:highlight w:val="yellow"/>
        </w:rPr>
        <w:t>[python_sted]</w:t>
      </w:r>
    </w:p>
    <w:p w14:paraId="29740917" w14:textId="77777777" w:rsidR="009F1A27" w:rsidRDefault="009F1A27" w:rsidP="009F1A27">
      <w:pPr>
        <w:pStyle w:val="formaterie--dokumentinfo"/>
      </w:pPr>
      <w:r>
        <w:t>Oppdragsnavn:</w:t>
      </w:r>
      <w:r>
        <w:tab/>
        <w:t xml:space="preserve">Termisk responstest – </w:t>
      </w:r>
      <w:r w:rsidRPr="009F1A27">
        <w:rPr>
          <w:highlight w:val="yellow"/>
        </w:rPr>
        <w:t>[python_sted]</w:t>
      </w:r>
    </w:p>
    <w:p w14:paraId="638D9158" w14:textId="77777777" w:rsidR="009F1A27" w:rsidRDefault="009F1A27" w:rsidP="009F1A27">
      <w:pPr>
        <w:pStyle w:val="formaterie--dokumentinfo"/>
      </w:pPr>
      <w:r>
        <w:t>Oppdragsnummer:</w:t>
      </w:r>
      <w:r>
        <w:tab/>
        <w:t>---</w:t>
      </w:r>
    </w:p>
    <w:p w14:paraId="490DBC94" w14:textId="77777777" w:rsidR="009F1A27" w:rsidRDefault="009F1A27" w:rsidP="009F1A27">
      <w:pPr>
        <w:pStyle w:val="formaterie--dokumentinfo"/>
      </w:pPr>
      <w:r>
        <w:t>Utarbeidet av:</w:t>
      </w:r>
      <w:r>
        <w:tab/>
        <w:t>«Utarbeidet»</w:t>
      </w:r>
    </w:p>
    <w:p w14:paraId="2F084AEA" w14:textId="77777777" w:rsidR="009F1A27" w:rsidRDefault="009F1A27" w:rsidP="009F1A27">
      <w:pPr>
        <w:pStyle w:val="formaterie--dokumentinfo"/>
      </w:pPr>
      <w:r>
        <w:t>Oppdragsleder:</w:t>
      </w:r>
      <w:r>
        <w:tab/>
        <w:t>«Oppdragsleder»</w:t>
      </w:r>
    </w:p>
    <w:p w14:paraId="4AE3A9D0" w14:textId="6C2EC1FB" w:rsidR="001A1009" w:rsidRPr="00251DF4" w:rsidRDefault="009F1A27" w:rsidP="009F1A27">
      <w:pPr>
        <w:pStyle w:val="formaterie--dokumentinfo"/>
      </w:pPr>
      <w:r>
        <w:t>Tilgjengelighet:</w:t>
      </w:r>
      <w:r>
        <w:tab/>
        <w:t>Åpen</w:t>
      </w:r>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00000" w:rsidP="00C07390">
            <w:pPr>
              <w:pStyle w:val="NoSpacing"/>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00000" w:rsidP="00C07390">
            <w:pPr>
              <w:pStyle w:val="NoSpacing"/>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79DA003F" w14:textId="3ED171F1" w:rsidR="00120693" w:rsidRPr="00251DF4" w:rsidRDefault="00000000" w:rsidP="00C07390">
            <w:pPr>
              <w:pStyle w:val="NoSpacing"/>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1" w:name="_Toc120867661"/>
      <w:r w:rsidRPr="00251DF4">
        <w:rPr>
          <w:rFonts w:asciiTheme="minorHAnsi" w:hAnsiTheme="minorHAnsi"/>
        </w:rPr>
        <w:t>Kort sammendrag</w:t>
      </w:r>
      <w:bookmarkEnd w:id="1"/>
    </w:p>
    <w:p w14:paraId="0DFE4DC4" w14:textId="4E8BD05F" w:rsidR="0001685A" w:rsidRPr="00251DF4" w:rsidRDefault="0001685A" w:rsidP="0001685A">
      <w:r w:rsidRPr="00251DF4">
        <w:t xml:space="preserve">Asplan Viak har på oppdrag for </w:t>
      </w:r>
      <w:r w:rsidR="00041CEA" w:rsidRPr="00041CEA">
        <w:rPr>
          <w:highlight w:val="yellow"/>
        </w:rPr>
        <w:t>[python_bronnborer]</w:t>
      </w:r>
      <w:r w:rsidR="00EA7739" w:rsidRPr="00251DF4">
        <w:t xml:space="preserve"> </w:t>
      </w:r>
      <w:r w:rsidRPr="00251DF4">
        <w:t xml:space="preserve">utført analyse av en termisk responstest i et </w:t>
      </w:r>
      <w:r w:rsidR="00073671" w:rsidRPr="00073671">
        <w:rPr>
          <w:highlight w:val="yellow"/>
        </w:rPr>
        <w:t>[python_dybde]</w:t>
      </w:r>
      <w:r w:rsidRPr="00251DF4">
        <w:t xml:space="preserve"> m dypt testborehull </w:t>
      </w:r>
      <w:r w:rsidR="00193F41" w:rsidRPr="00251DF4">
        <w:t xml:space="preserve">ved </w:t>
      </w:r>
      <w:r w:rsidR="00041CEA" w:rsidRPr="00041CEA">
        <w:rPr>
          <w:highlight w:val="yellow"/>
        </w:rPr>
        <w:t>[python_sted]</w:t>
      </w:r>
      <w:r w:rsidRPr="00251DF4">
        <w:t xml:space="preserve">. Resultatene fra den termiske responstesten er som følger:  </w:t>
      </w:r>
    </w:p>
    <w:p w14:paraId="6FFA08AE" w14:textId="3D939C40" w:rsidR="0001685A" w:rsidRPr="00251DF4" w:rsidRDefault="0001685A" w:rsidP="0001685A">
      <w:pPr>
        <w:pStyle w:val="ListParagraph"/>
        <w:numPr>
          <w:ilvl w:val="0"/>
          <w:numId w:val="16"/>
        </w:numPr>
      </w:pPr>
      <w:r w:rsidRPr="00251DF4">
        <w:t xml:space="preserve">Effektiv varmeledningsevne: </w:t>
      </w:r>
      <w:r w:rsidR="00073671" w:rsidRPr="00073671">
        <w:rPr>
          <w:highlight w:val="yellow"/>
        </w:rPr>
        <w:t>[python_ledn_evne]</w:t>
      </w:r>
      <w:r w:rsidR="00073671">
        <w:t xml:space="preserve"> </w:t>
      </w:r>
      <w:r w:rsidRPr="00251DF4">
        <w:t>W/m·K</w:t>
      </w:r>
    </w:p>
    <w:p w14:paraId="662BE90E" w14:textId="78FE74C7" w:rsidR="0001685A" w:rsidRPr="00251DF4" w:rsidRDefault="0001685A" w:rsidP="0001685A">
      <w:pPr>
        <w:pStyle w:val="ListParagraph"/>
        <w:numPr>
          <w:ilvl w:val="0"/>
          <w:numId w:val="16"/>
        </w:numPr>
      </w:pPr>
      <w:r w:rsidRPr="00251DF4">
        <w:t xml:space="preserve">Termisk borehullsmotstand: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w:t>
      </w:r>
    </w:p>
    <w:p w14:paraId="3D98A304" w14:textId="23E1B240" w:rsidR="0001685A" w:rsidRPr="00251DF4" w:rsidRDefault="0001685A" w:rsidP="0001685A">
      <w:pPr>
        <w:pStyle w:val="ListParagraph"/>
        <w:numPr>
          <w:ilvl w:val="0"/>
          <w:numId w:val="16"/>
        </w:numPr>
      </w:pPr>
      <w:r w:rsidRPr="00251DF4">
        <w:t xml:space="preserve">Uforstyrret temperatur: </w:t>
      </w:r>
      <w:r w:rsidR="00073671" w:rsidRPr="00073671">
        <w:rPr>
          <w:highlight w:val="yellow"/>
        </w:rPr>
        <w:t>[python_uforst_temp]</w:t>
      </w:r>
      <w:r w:rsidR="00CF0579" w:rsidRPr="00251DF4">
        <w:t xml:space="preserve"> </w:t>
      </w:r>
      <w:r w:rsidRPr="00251DF4">
        <w:t>°C</w:t>
      </w:r>
    </w:p>
    <w:p w14:paraId="23B29DA2" w14:textId="6CC405F2" w:rsidR="0001685A" w:rsidRPr="00251DF4" w:rsidRDefault="0001685A" w:rsidP="0001685A">
      <w:r w:rsidRPr="00251DF4">
        <w:t xml:space="preserve">Effektiv varmeledningsevne er målt til </w:t>
      </w:r>
      <w:r w:rsidR="00073671" w:rsidRPr="00073671">
        <w:rPr>
          <w:highlight w:val="yellow"/>
        </w:rPr>
        <w:t>[python_ledn_evne]</w:t>
      </w:r>
      <w:r w:rsidR="00073671">
        <w:t xml:space="preserve"> </w:t>
      </w:r>
      <w:r w:rsidRPr="00251DF4">
        <w:t xml:space="preserve">W/m∙K. Dette er innenfor variasjonsområdet for berggrunnen på stedet. Berggrunnen er av Norges geologiske undersøkelse kartlagt som </w:t>
      </w:r>
      <w:r w:rsidR="001A7CBF" w:rsidRPr="00251DF4">
        <w:t xml:space="preserve">«Berggrunn». </w:t>
      </w:r>
    </w:p>
    <w:p w14:paraId="7D4EB93C" w14:textId="3DEB65E0" w:rsidR="0001685A" w:rsidRPr="00251DF4" w:rsidRDefault="0001685A" w:rsidP="0001685A">
      <w:r w:rsidRPr="00251DF4">
        <w:t xml:space="preserve">Termisk borehullsmotstand på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073671" w:rsidRPr="00073671">
        <w:rPr>
          <w:highlight w:val="yellow"/>
        </w:rPr>
        <w:t>[python_</w:t>
      </w:r>
      <w:r w:rsidR="00A91E76">
        <w:rPr>
          <w:highlight w:val="yellow"/>
        </w:rPr>
        <w:t>0_02_pluss_</w:t>
      </w:r>
      <w:r w:rsidR="00073671" w:rsidRPr="00073671">
        <w:rPr>
          <w:highlight w:val="yellow"/>
        </w:rPr>
        <w:t>motstand]</w:t>
      </w:r>
      <w:r w:rsidR="00073671">
        <w:t xml:space="preserve"> </w:t>
      </w:r>
      <w:r w:rsidRPr="00251DF4">
        <w:t>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2" w:name="_Toc120867662"/>
      <w:r w:rsidRPr="00251DF4">
        <w:rPr>
          <w:rFonts w:asciiTheme="minorHAnsi" w:hAnsiTheme="minorHAnsi"/>
        </w:rPr>
        <w:lastRenderedPageBreak/>
        <w:t>Forord</w:t>
      </w:r>
      <w:bookmarkEnd w:id="2"/>
    </w:p>
    <w:p w14:paraId="1CA97324" w14:textId="3F872620" w:rsidR="0053357F" w:rsidRPr="00117A50" w:rsidRDefault="0053357F" w:rsidP="0053357F">
      <w:r w:rsidRPr="00117A50">
        <w:t xml:space="preserve">Asplan Viak er engasjert av </w:t>
      </w:r>
      <w:r w:rsidR="00041CEA" w:rsidRPr="00041CEA">
        <w:rPr>
          <w:highlight w:val="yellow"/>
        </w:rPr>
        <w:t>[python_bronnborer]</w:t>
      </w:r>
      <w:r w:rsidR="00EA7739" w:rsidRPr="00117A50">
        <w:t xml:space="preserve"> </w:t>
      </w:r>
      <w:r w:rsidRPr="00117A50">
        <w:t xml:space="preserve">for å analysere resultatene fra en termisk responstest i et testborehull ved </w:t>
      </w:r>
      <w:r w:rsidR="00041CEA" w:rsidRPr="00041CEA">
        <w:rPr>
          <w:highlight w:val="yellow"/>
        </w:rPr>
        <w:t>[python_sted]</w:t>
      </w:r>
      <w:r w:rsidRPr="00117A50">
        <w:t xml:space="preserve">. </w:t>
      </w:r>
      <w:r w:rsidR="001A7CBF" w:rsidRPr="00117A50">
        <w:t>«Kontaktperson»</w:t>
      </w:r>
      <w:r w:rsidRPr="00117A50">
        <w:t xml:space="preserve"> har vært </w:t>
      </w:r>
      <w:r w:rsidR="00041CEA" w:rsidRPr="00041CEA">
        <w:rPr>
          <w:highlight w:val="yellow"/>
        </w:rPr>
        <w:t>[python_bronnborer]</w:t>
      </w:r>
      <w:r w:rsidR="00EA7739" w:rsidRPr="00117A50">
        <w:t xml:space="preserve"> </w:t>
      </w:r>
      <w:r w:rsidRPr="00117A50">
        <w:t xml:space="preserve">sin kontaktperson for oppdraget. </w:t>
      </w:r>
    </w:p>
    <w:p w14:paraId="0C17D442" w14:textId="4351930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Pr="005E0281" w:rsidRDefault="00E071DA">
          <w:pPr>
            <w:pStyle w:val="TOCHeading"/>
            <w:rPr>
              <w:color w:val="1D3C34" w:themeColor="text2"/>
            </w:rPr>
          </w:pPr>
          <w:r w:rsidRPr="005E0281">
            <w:rPr>
              <w:color w:val="1D3C34" w:themeColor="text2"/>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00000">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00000">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00000">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00000">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00000">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00000">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00000">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00000">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00000">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00000">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00000">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even" r:id="rId18"/>
          <w:headerReference w:type="default" r:id="rId19"/>
          <w:footerReference w:type="even" r:id="rId20"/>
          <w:footerReference w:type="default" r:id="rId21"/>
          <w:headerReference w:type="first" r:id="rId22"/>
          <w:footerReference w:type="first" r:id="rId23"/>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3" w:name="_Toc120868569"/>
      <w:r w:rsidRPr="00251DF4">
        <w:rPr>
          <w:rFonts w:asciiTheme="minorHAnsi" w:hAnsiTheme="minorHAnsi"/>
        </w:rPr>
        <w:lastRenderedPageBreak/>
        <w:t>Innledning</w:t>
      </w:r>
      <w:bookmarkEnd w:id="3"/>
    </w:p>
    <w:p w14:paraId="1FF23C14" w14:textId="10756DDC" w:rsidR="009D6BCC" w:rsidRPr="00251DF4" w:rsidRDefault="009D6BCC" w:rsidP="009D6BCC">
      <w:r w:rsidRPr="00251DF4">
        <w:t xml:space="preserve">Asplan Viak har på oppdrag for </w:t>
      </w:r>
      <w:r w:rsidR="00041CEA" w:rsidRPr="00041CEA">
        <w:rPr>
          <w:highlight w:val="yellow"/>
        </w:rPr>
        <w:t>[python_bronnborer]</w:t>
      </w:r>
      <w:r w:rsidR="00B51357" w:rsidRPr="00251DF4">
        <w:t xml:space="preserve"> </w:t>
      </w:r>
      <w:r w:rsidRPr="00251DF4">
        <w:t xml:space="preserve">analysert og rapportert resultatene fra en termisk responstest. Responstesten er utført i et </w:t>
      </w:r>
      <w:r w:rsidR="00CD6ED3" w:rsidRPr="00073671">
        <w:rPr>
          <w:highlight w:val="yellow"/>
        </w:rPr>
        <w:t>[python_dybde]</w:t>
      </w:r>
      <w:r w:rsidRPr="00251DF4">
        <w:t xml:space="preserve"> m dypt borehull ved</w:t>
      </w:r>
      <w:r w:rsidR="002E540D" w:rsidRPr="00251DF4">
        <w:t xml:space="preserve"> </w:t>
      </w:r>
      <w:r w:rsidR="00041CEA" w:rsidRPr="00041CEA">
        <w:rPr>
          <w:highlight w:val="yellow"/>
        </w:rPr>
        <w:t>[python_sted]</w:t>
      </w:r>
      <w:r w:rsidR="00E35476" w:rsidRPr="00251DF4">
        <w:t>.</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4" w:name="_Toc120868570"/>
      <w:r w:rsidRPr="00251DF4">
        <w:rPr>
          <w:rFonts w:asciiTheme="minorHAnsi" w:hAnsiTheme="minorHAnsi"/>
        </w:rPr>
        <w:lastRenderedPageBreak/>
        <w:t>Undersøkelsesmetoder</w:t>
      </w:r>
      <w:bookmarkEnd w:id="4"/>
    </w:p>
    <w:p w14:paraId="00BC9629" w14:textId="7CD5E1C4" w:rsidR="00EF4959" w:rsidRPr="00251DF4" w:rsidRDefault="00EF4959" w:rsidP="00EF4959">
      <w:pPr>
        <w:pStyle w:val="Heading2"/>
        <w:rPr>
          <w:rFonts w:asciiTheme="minorHAnsi" w:hAnsiTheme="minorHAnsi"/>
        </w:rPr>
      </w:pPr>
      <w:bookmarkStart w:id="5" w:name="_Toc120868571"/>
      <w:r w:rsidRPr="00251DF4">
        <w:rPr>
          <w:rFonts w:asciiTheme="minorHAnsi" w:hAnsiTheme="minorHAnsi"/>
        </w:rPr>
        <w:t>Uforstyrret temperatur</w:t>
      </w:r>
      <w:bookmarkEnd w:id="5"/>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6" w:name="_Ref83205984"/>
      <w:bookmarkStart w:id="7" w:name="_Ref83206027"/>
      <w:bookmarkStart w:id="8" w:name="_Toc120868572"/>
      <w:r w:rsidRPr="00251DF4">
        <w:rPr>
          <w:rFonts w:asciiTheme="minorHAnsi" w:hAnsiTheme="minorHAnsi"/>
        </w:rPr>
        <w:t>Termisk responstest</w:t>
      </w:r>
      <w:bookmarkEnd w:id="6"/>
      <w:bookmarkEnd w:id="7"/>
      <w:bookmarkEnd w:id="8"/>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4" w:history="1">
        <w:r w:rsidRPr="00251DF4">
          <w:rPr>
            <w:rStyle w:val="Hyperlink"/>
          </w:rPr>
          <w:t>1998</w:t>
        </w:r>
      </w:hyperlink>
      <w:r w:rsidRPr="00251DF4">
        <w:t xml:space="preserve"> og </w:t>
      </w:r>
      <w:hyperlink r:id="rId25"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00000" w:rsidP="00517D85">
            <m:oMathPara>
              <m:oMath>
                <m:sSub>
                  <m:sSubPr>
                    <m:ctrlPr>
                      <w:ins w:id="9"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2"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2"/>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33AC841F" w:rsidR="002619D8" w:rsidRDefault="002607F2" w:rsidP="001B7082">
      <w:r w:rsidRPr="00251DF4">
        <w:t xml:space="preserve">Den praktiske delen av den termiske responstesten ved </w:t>
      </w:r>
      <w:r w:rsidR="00041CEA" w:rsidRPr="00041CEA">
        <w:rPr>
          <w:highlight w:val="yellow"/>
        </w:rPr>
        <w:t>[python_sted]</w:t>
      </w:r>
      <w:r w:rsidRPr="00251DF4">
        <w:t xml:space="preserve"> er utført av </w:t>
      </w:r>
      <w:r w:rsidR="00041CEA" w:rsidRPr="00041CEA">
        <w:rPr>
          <w:highlight w:val="yellow"/>
        </w:rPr>
        <w:t>[python_bronnborer]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7CF14500" w:rsidR="00597C59" w:rsidRPr="00251DF4" w:rsidRDefault="00C77C42" w:rsidP="00DD6BAD">
            <w:pPr>
              <w:pStyle w:val="Caption"/>
            </w:pPr>
            <w:r>
              <w:rPr>
                <w:noProof/>
              </w:rPr>
              <w:drawing>
                <wp:inline distT="0" distB="0" distL="0" distR="0" wp14:anchorId="286EF6FC" wp14:editId="3AC3B886">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3"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3"/>
            <w:r w:rsidRPr="00251DF4">
              <w:t xml:space="preserve">. Prinsippskisse av et teoretisk temperaturprofil i grunnen. Årstidsvariasjonene </w:t>
            </w:r>
            <w:r w:rsidRPr="00251DF4">
              <w:lastRenderedPageBreak/>
              <w:t xml:space="preserve">når ned til ca. 15 meters dybde (etter Ericsson 1985 i </w:t>
            </w:r>
            <w:hyperlink r:id="rId28"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4"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4"/>
            <w:r w:rsidRPr="00251DF4">
              <w:t xml:space="preserve">. </w:t>
            </w:r>
            <w:bookmarkStart w:id="15" w:name="_Ref83042035"/>
            <w:r w:rsidRPr="00251DF4">
              <w:t xml:space="preserve">Prinsippskisse av en energibrønn i fjell med lukket kollektorslange. Angivelse av aktiv </w:t>
            </w:r>
            <w:r w:rsidRPr="00251DF4">
              <w:lastRenderedPageBreak/>
              <w:t>boredybde, effektiv varmeledningsevne (</w:t>
            </w:r>
            <w:r w:rsidR="00251DF4" w:rsidRPr="009939B2">
              <w:rPr>
                <w:rFonts w:cs="Calibri"/>
              </w:rPr>
              <w:t>λ</w:t>
            </w:r>
            <w:r w:rsidRPr="009939B2">
              <w:rPr>
                <w:rFonts w:cstheme="majorHAnsi"/>
                <w:vertAlign w:val="subscript"/>
              </w:rPr>
              <w:t>eff</w:t>
            </w:r>
            <w:r w:rsidRPr="00251DF4">
              <w:t>), 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9" w:history="1">
              <w:r w:rsidRPr="00251DF4">
                <w:rPr>
                  <w:rStyle w:val="Hyperlink"/>
                </w:rPr>
                <w:t>www.ngu.no</w:t>
              </w:r>
            </w:hyperlink>
            <w:r w:rsidRPr="00251DF4">
              <w:t>).</w:t>
            </w:r>
            <w:bookmarkEnd w:id="15"/>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6" w:name="_Toc120868573"/>
      <w:r w:rsidRPr="00251DF4">
        <w:rPr>
          <w:rFonts w:asciiTheme="minorHAnsi" w:hAnsiTheme="minorHAnsi"/>
        </w:rPr>
        <w:lastRenderedPageBreak/>
        <w:t>Områdebeskrivelse</w:t>
      </w:r>
      <w:bookmarkEnd w:id="16"/>
    </w:p>
    <w:p w14:paraId="27EDD3EA" w14:textId="247E4218" w:rsidR="00FB59B3" w:rsidRPr="00251DF4" w:rsidRDefault="00FB59B3" w:rsidP="00FB59B3">
      <w:r w:rsidRPr="00251DF4">
        <w:t xml:space="preserve">Lokaliseringen av testbrønnen ved </w:t>
      </w:r>
      <w:r w:rsidR="00041CEA" w:rsidRPr="00041CEA">
        <w:rPr>
          <w:highlight w:val="yellow"/>
        </w:rPr>
        <w:t>[python_sted]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6C44AEE6" w:rsidR="0048153D" w:rsidRPr="00251DF4" w:rsidRDefault="000A6B1D" w:rsidP="0048153D">
      <w:pPr>
        <w:keepNext/>
      </w:pPr>
      <w:r w:rsidRPr="000A6B1D">
        <w:rPr>
          <w:highlight w:val="yellow"/>
        </w:rPr>
        <w:t>[python_kart]</w:t>
      </w:r>
    </w:p>
    <w:p w14:paraId="77A09D82" w14:textId="78ECC945" w:rsidR="0048153D" w:rsidRPr="00251DF4" w:rsidRDefault="0048153D" w:rsidP="0048153D">
      <w:pPr>
        <w:pStyle w:val="Caption"/>
      </w:pPr>
      <w:bookmarkStart w:id="17" w:name="_Ref83204582"/>
      <w:r w:rsidRPr="00251DF4">
        <w:t xml:space="preserve">Figur </w:t>
      </w:r>
      <w:fldSimple w:instr=" SEQ Figur \* ARABIC ">
        <w:r w:rsidR="004F7C3A">
          <w:rPr>
            <w:noProof/>
          </w:rPr>
          <w:t>3</w:t>
        </w:r>
      </w:fldSimple>
      <w:bookmarkEnd w:id="17"/>
      <w:r w:rsidRPr="00251DF4">
        <w:t xml:space="preserve">. Plassering av </w:t>
      </w:r>
      <w:r w:rsidR="00041CEA" w:rsidRPr="00041CEA">
        <w:rPr>
          <w:highlight w:val="yellow"/>
        </w:rPr>
        <w:t>[python_sted]</w:t>
      </w:r>
      <w:r w:rsidRPr="00251DF4">
        <w:t xml:space="preserve"> med testbrønnen angitt med rød markør. Kilde: </w:t>
      </w:r>
      <w:r>
        <w:fldChar w:fldCharType="begin"/>
      </w:r>
      <w:r>
        <w:instrText xml:space="preserve"> HYPERLINK "https://kart.asplanviak.no/" </w:instrText>
      </w:r>
      <w:r>
        <w:fldChar w:fldCharType="separate"/>
      </w:r>
      <w:r w:rsidRPr="00251DF4">
        <w:rPr>
          <w:rStyle w:val="Hyperlink"/>
        </w:rPr>
        <w:t>https://kart.asplanviak.no/</w:t>
      </w:r>
      <w:r>
        <w:rPr>
          <w:rStyle w:val="Hyperlink"/>
        </w:rPr>
        <w:fldChar w:fldCharType="end"/>
      </w:r>
    </w:p>
    <w:p w14:paraId="07CDAC27" w14:textId="0AC94B0A" w:rsidR="0048153D" w:rsidRPr="00251DF4" w:rsidRDefault="0048153D" w:rsidP="00FB59B3"/>
    <w:p w14:paraId="7BCB0D4E" w14:textId="77777777" w:rsidR="001A7CBF" w:rsidRPr="00251DF4" w:rsidRDefault="001A7CBF" w:rsidP="001A7CBF">
      <w:pPr>
        <w:keepNext/>
      </w:pPr>
      <w:bookmarkStart w:id="18" w:name="_Ref83204788"/>
      <w:r w:rsidRPr="009939B2">
        <w:t>---</w:t>
      </w:r>
    </w:p>
    <w:p w14:paraId="0C1C3918" w14:textId="22437AD2" w:rsidR="0048153D" w:rsidRPr="00251DF4" w:rsidRDefault="0048153D" w:rsidP="008D5F91">
      <w:pPr>
        <w:pStyle w:val="Caption"/>
        <w:rPr>
          <w:rStyle w:val="Hyperlink"/>
        </w:rPr>
      </w:pPr>
      <w:bookmarkStart w:id="19" w:name="_Ref112317005"/>
      <w:r w:rsidRPr="00251DF4">
        <w:t xml:space="preserve">Figur </w:t>
      </w:r>
      <w:fldSimple w:instr=" SEQ Figur \* ARABIC ">
        <w:r w:rsidR="004F7C3A">
          <w:rPr>
            <w:noProof/>
          </w:rPr>
          <w:t>4</w:t>
        </w:r>
      </w:fldSimple>
      <w:bookmarkEnd w:id="18"/>
      <w:bookmarkEnd w:id="19"/>
      <w:r w:rsidRPr="00251DF4">
        <w:t xml:space="preserve">. Kart over løsmassegeologien i området. Testbrønnen er angitt med rød markør. Løsmassene ved </w:t>
      </w:r>
      <w:r w:rsidR="00041CEA" w:rsidRPr="00041CEA">
        <w:rPr>
          <w:highlight w:val="yellow"/>
        </w:rPr>
        <w:t>[python_sted]</w:t>
      </w:r>
      <w:r w:rsidRPr="00251DF4">
        <w:t xml:space="preserve"> er kartlagt som </w:t>
      </w:r>
      <w:r w:rsidR="001A7CBF" w:rsidRPr="00251DF4">
        <w:t>«Løsmasser».</w:t>
      </w:r>
      <w:r w:rsidRPr="00251DF4">
        <w:t xml:space="preserve"> Kilde: </w:t>
      </w:r>
      <w:hyperlink r:id="rId30"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20" w:name="_Ref83204796"/>
      <w:r w:rsidRPr="009939B2">
        <w:t>---</w:t>
      </w:r>
    </w:p>
    <w:p w14:paraId="2F42AF4E" w14:textId="15281479" w:rsidR="00745841" w:rsidRPr="00251DF4" w:rsidRDefault="0048153D" w:rsidP="0048153D">
      <w:pPr>
        <w:pStyle w:val="Caption"/>
      </w:pPr>
      <w:bookmarkStart w:id="21" w:name="_Ref112317015"/>
      <w:r w:rsidRPr="00251DF4">
        <w:t xml:space="preserve">Figur </w:t>
      </w:r>
      <w:fldSimple w:instr=" SEQ Figur \* ARABIC ">
        <w:r w:rsidR="004F7C3A">
          <w:rPr>
            <w:noProof/>
          </w:rPr>
          <w:t>5</w:t>
        </w:r>
      </w:fldSimple>
      <w:bookmarkEnd w:id="20"/>
      <w:bookmarkEnd w:id="21"/>
      <w:r w:rsidRPr="00251DF4">
        <w:t xml:space="preserve">. Berggrunnskart over området omkring testbrønnen. Berggrunnen er kartlagt som </w:t>
      </w:r>
      <w:r w:rsidR="001A7CBF" w:rsidRPr="00251DF4">
        <w:t>«Berggrunn».</w:t>
      </w:r>
      <w:r w:rsidRPr="00251DF4">
        <w:t xml:space="preserve"> Kilde: </w:t>
      </w:r>
      <w:hyperlink r:id="rId31"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2" w:name="_Toc120868574"/>
      <w:r w:rsidRPr="00251DF4">
        <w:rPr>
          <w:rFonts w:asciiTheme="minorHAnsi" w:hAnsiTheme="minorHAnsi"/>
        </w:rPr>
        <w:lastRenderedPageBreak/>
        <w:t>Resultater fra undersøkelser</w:t>
      </w:r>
      <w:bookmarkEnd w:id="22"/>
    </w:p>
    <w:p w14:paraId="2B685F45" w14:textId="3A3E4E53" w:rsidR="00745841" w:rsidRPr="00251DF4" w:rsidRDefault="00745841" w:rsidP="00745841">
      <w:pPr>
        <w:pStyle w:val="Heading2"/>
        <w:rPr>
          <w:rFonts w:asciiTheme="minorHAnsi" w:hAnsiTheme="minorHAnsi"/>
        </w:rPr>
      </w:pPr>
      <w:bookmarkStart w:id="23" w:name="_Toc120868575"/>
      <w:r w:rsidRPr="00251DF4">
        <w:rPr>
          <w:rFonts w:asciiTheme="minorHAnsi" w:hAnsiTheme="minorHAnsi"/>
        </w:rPr>
        <w:t>Opplysninger om testborehullet og øvrige testdata</w:t>
      </w:r>
      <w:bookmarkEnd w:id="23"/>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46DB376B" w:rsidR="000B2277" w:rsidRPr="00251DF4" w:rsidRDefault="00A52860" w:rsidP="000B2277">
      <w:pPr>
        <w:pStyle w:val="Caption"/>
        <w:keepNext/>
      </w:pPr>
      <w:r w:rsidRPr="00251DF4">
        <w:t xml:space="preserve">Tabell </w:t>
      </w:r>
      <w:fldSimple w:instr=" SEQ Tabell \* ARABIC ">
        <w:r w:rsidR="004F7C3A">
          <w:rPr>
            <w:noProof/>
          </w:rPr>
          <w:t>1</w:t>
        </w:r>
      </w:fldSimple>
      <w:r w:rsidRPr="00251DF4">
        <w:t xml:space="preserve">. Detaljer for testborehullet ved </w:t>
      </w:r>
      <w:r w:rsidR="00041CEA" w:rsidRPr="00041CEA">
        <w:rPr>
          <w:highlight w:val="yellow"/>
        </w:rPr>
        <w:t>[python_sted]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26739A9F" w:rsidR="00CA47D5" w:rsidRPr="00251DF4" w:rsidRDefault="00CD6ED3" w:rsidP="006F1862">
            <w:r w:rsidRPr="00073671">
              <w:rPr>
                <w:highlight w:val="yellow"/>
              </w:rPr>
              <w:t>[python_dybde]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8FB8A33"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20581257" w:rsidR="001E55FD" w:rsidRPr="00251DF4" w:rsidRDefault="001E55FD" w:rsidP="001E55FD">
      <w:pPr>
        <w:pStyle w:val="Caption"/>
        <w:keepNext/>
      </w:pPr>
      <w:r w:rsidRPr="00251DF4">
        <w:t xml:space="preserve">Tabell </w:t>
      </w:r>
      <w:fldSimple w:instr=" SEQ Tabell \* ARABIC ">
        <w:r w:rsidR="004F7C3A">
          <w:rPr>
            <w:noProof/>
          </w:rPr>
          <w:t>2</w:t>
        </w:r>
      </w:fldSimple>
      <w:r w:rsidRPr="00251DF4">
        <w:t>. Detaljer for den termiske responsteste</w:t>
      </w:r>
      <w:r w:rsidR="008D5F91" w:rsidRPr="00251DF4">
        <w:t xml:space="preserve">n ved </w:t>
      </w:r>
      <w:r w:rsidR="00041CEA" w:rsidRPr="00041CEA">
        <w:rPr>
          <w:highlight w:val="yellow"/>
        </w:rPr>
        <w:t>[python_sted]</w:t>
      </w:r>
      <w:r w:rsidR="00041CEA">
        <w:t>.</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27EEB201" w:rsidR="00A57EDA" w:rsidRPr="00AC536B" w:rsidRDefault="00AC536B" w:rsidP="006F1862">
            <w:pPr>
              <w:rPr>
                <w:b/>
                <w:bCs/>
              </w:rPr>
            </w:pPr>
            <w:r w:rsidRPr="00AC536B">
              <w:rPr>
                <w:b/>
                <w:bCs/>
              </w:rPr>
              <w:t>*</w:t>
            </w:r>
          </w:p>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B2FA33D" w14:textId="4F25E3AE"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4" w:name="_Toc120868576"/>
      <w:r w:rsidRPr="00251DF4">
        <w:rPr>
          <w:rFonts w:asciiTheme="minorHAnsi" w:hAnsiTheme="minorHAnsi"/>
        </w:rPr>
        <w:lastRenderedPageBreak/>
        <w:t>Uforstyrret temperatur i testborehullet</w:t>
      </w:r>
      <w:bookmarkEnd w:id="24"/>
    </w:p>
    <w:p w14:paraId="1F1CB29C" w14:textId="15BF5A24"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CD6ED3" w:rsidRPr="00CD6ED3">
        <w:rPr>
          <w:highlight w:val="yellow"/>
        </w:rPr>
        <w:t>[python_uforst_temp]</w:t>
      </w:r>
      <w:r w:rsidR="00CD6ED3">
        <w:t xml:space="preserve"> </w:t>
      </w:r>
      <w:r w:rsidRPr="00251DF4">
        <w:t xml:space="preserve">°C.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35797A9B" w:rsidR="001A7CBF" w:rsidRPr="00251DF4" w:rsidRDefault="000A6B1D" w:rsidP="001A7CBF">
      <w:pPr>
        <w:keepNext/>
      </w:pPr>
      <w:bookmarkStart w:id="25" w:name="_Ref83217534"/>
      <w:r w:rsidRPr="000A6B1D">
        <w:rPr>
          <w:highlight w:val="yellow"/>
        </w:rPr>
        <w:t>[python_fig0]</w:t>
      </w:r>
    </w:p>
    <w:p w14:paraId="5A019D9B" w14:textId="1ABB06F4" w:rsidR="00F9416E" w:rsidRPr="00251DF4" w:rsidRDefault="00227F7A" w:rsidP="00227F7A">
      <w:pPr>
        <w:pStyle w:val="Caption"/>
      </w:pPr>
      <w:bookmarkStart w:id="26" w:name="_Ref112317107"/>
      <w:r w:rsidRPr="00251DF4">
        <w:t xml:space="preserve">Figur </w:t>
      </w:r>
      <w:fldSimple w:instr=" SEQ Figur \* ARABIC ">
        <w:r w:rsidR="004F7C3A">
          <w:rPr>
            <w:noProof/>
          </w:rPr>
          <w:t>6</w:t>
        </w:r>
      </w:fldSimple>
      <w:bookmarkEnd w:id="25"/>
      <w:bookmarkEnd w:id="26"/>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7" w:name="_Ref83217520"/>
      <w:r w:rsidRPr="004F7C3A">
        <w:rPr>
          <w:highlight w:val="magenta"/>
        </w:rPr>
        <w:t>---</w:t>
      </w:r>
    </w:p>
    <w:p w14:paraId="5BE2DE7E" w14:textId="76A49B19" w:rsidR="00B63ECD" w:rsidRPr="00251DF4" w:rsidRDefault="00B63ECD" w:rsidP="00B63ECD">
      <w:pPr>
        <w:pStyle w:val="Caption"/>
      </w:pPr>
      <w:bookmarkStart w:id="28"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7"/>
      <w:bookmarkEnd w:id="28"/>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29" w:name="_Toc120868577"/>
      <w:r w:rsidRPr="00251DF4">
        <w:rPr>
          <w:rFonts w:asciiTheme="minorHAnsi" w:hAnsiTheme="minorHAnsi"/>
        </w:rPr>
        <w:t>Termisk responstest</w:t>
      </w:r>
      <w:bookmarkEnd w:id="29"/>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413A8C46"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CD6ED3" w:rsidRPr="00CD6ED3">
        <w:rPr>
          <w:highlight w:val="yellow"/>
        </w:rPr>
        <w:t>[python_ledn_evne]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0F475FB9"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CD6ED3" w:rsidRPr="00CD6ED3">
        <w:rPr>
          <w:highlight w:val="yellow"/>
        </w:rPr>
        <w:t>[python_motstand]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3EF9A0CE"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CD6ED3" w:rsidRPr="00CD6ED3">
        <w:rPr>
          <w:highlight w:val="yellow"/>
        </w:rPr>
        <w:t>[python_ledn_evne]</w:t>
      </w:r>
      <w:r w:rsidR="00CD6ED3" w:rsidRPr="00251DF4">
        <w:t xml:space="preserve"> </w:t>
      </w:r>
      <w:r w:rsidR="00CD6ED3">
        <w:t xml:space="preserve"> </w:t>
      </w:r>
      <w:r w:rsidRPr="00251DF4">
        <w:t>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044D09A8" w:rsidR="001A7CBF" w:rsidRPr="00251DF4" w:rsidRDefault="006F40B5" w:rsidP="001A7CBF">
      <w:pPr>
        <w:keepNext/>
      </w:pPr>
      <w:bookmarkStart w:id="30" w:name="_Ref83042468"/>
      <w:r>
        <w:rPr>
          <w:highlight w:val="yellow"/>
        </w:rPr>
        <w:t>[</w:t>
      </w:r>
      <w:r w:rsidRPr="006F40B5">
        <w:rPr>
          <w:highlight w:val="yellow"/>
        </w:rPr>
        <w:t>python</w:t>
      </w:r>
      <w:r>
        <w:rPr>
          <w:highlight w:val="yellow"/>
        </w:rPr>
        <w:t>_</w:t>
      </w:r>
      <w:r w:rsidRPr="006F40B5">
        <w:rPr>
          <w:highlight w:val="yellow"/>
        </w:rPr>
        <w:t>fig2]</w:t>
      </w:r>
    </w:p>
    <w:p w14:paraId="79182338" w14:textId="1160409C" w:rsidR="00B73306" w:rsidRPr="00251DF4" w:rsidRDefault="00B023A0" w:rsidP="00B023A0">
      <w:pPr>
        <w:pStyle w:val="Caption"/>
      </w:pPr>
      <w:bookmarkStart w:id="31" w:name="_Ref112317177"/>
      <w:r w:rsidRPr="00251DF4">
        <w:t xml:space="preserve">Figur </w:t>
      </w:r>
      <w:fldSimple w:instr=" SEQ Figur \* ARABIC ">
        <w:r w:rsidR="004F7C3A">
          <w:rPr>
            <w:noProof/>
          </w:rPr>
          <w:t>8</w:t>
        </w:r>
      </w:fldSimple>
      <w:bookmarkEnd w:id="30"/>
      <w:bookmarkEnd w:id="31"/>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66921ED0" w:rsidR="001A7CBF" w:rsidRPr="00251DF4" w:rsidRDefault="006F40B5" w:rsidP="001A7CBF">
      <w:pPr>
        <w:keepNext/>
      </w:pPr>
      <w:bookmarkStart w:id="32" w:name="_Ref83042502"/>
      <w:r>
        <w:rPr>
          <w:highlight w:val="yellow"/>
        </w:rPr>
        <w:t>[</w:t>
      </w:r>
      <w:r w:rsidRPr="006F40B5">
        <w:rPr>
          <w:highlight w:val="yellow"/>
        </w:rPr>
        <w:t>python</w:t>
      </w:r>
      <w:r>
        <w:rPr>
          <w:highlight w:val="yellow"/>
        </w:rPr>
        <w:t>_</w:t>
      </w:r>
      <w:r w:rsidRPr="006F40B5">
        <w:rPr>
          <w:highlight w:val="yellow"/>
        </w:rPr>
        <w:t>fig</w:t>
      </w:r>
      <w:r>
        <w:rPr>
          <w:highlight w:val="yellow"/>
        </w:rPr>
        <w:t>3</w:t>
      </w:r>
      <w:r w:rsidRPr="006F40B5">
        <w:rPr>
          <w:highlight w:val="yellow"/>
        </w:rPr>
        <w:t>]</w:t>
      </w:r>
    </w:p>
    <w:p w14:paraId="44F52EDD" w14:textId="0C0F4534" w:rsidR="005A1B9B" w:rsidRPr="00251DF4" w:rsidRDefault="00904048" w:rsidP="00904048">
      <w:pPr>
        <w:pStyle w:val="Caption"/>
      </w:pPr>
      <w:bookmarkStart w:id="33" w:name="_Ref112317217"/>
      <w:r w:rsidRPr="00251DF4">
        <w:t xml:space="preserve">Figur </w:t>
      </w:r>
      <w:fldSimple w:instr=" SEQ Figur \* ARABIC ">
        <w:r w:rsidR="004F7C3A">
          <w:rPr>
            <w:noProof/>
          </w:rPr>
          <w:t>9</w:t>
        </w:r>
      </w:fldSimple>
      <w:bookmarkEnd w:id="32"/>
      <w:bookmarkEnd w:id="33"/>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075D8703" w:rsidR="001A7CBF" w:rsidRPr="00251DF4" w:rsidRDefault="006F40B5" w:rsidP="001A7CBF">
      <w:pPr>
        <w:keepNext/>
      </w:pPr>
      <w:r>
        <w:rPr>
          <w:highlight w:val="yellow"/>
        </w:rPr>
        <w:t>[</w:t>
      </w:r>
      <w:r w:rsidRPr="006F40B5">
        <w:rPr>
          <w:highlight w:val="yellow"/>
        </w:rPr>
        <w:t>python</w:t>
      </w:r>
      <w:r>
        <w:rPr>
          <w:highlight w:val="yellow"/>
        </w:rPr>
        <w:t>_</w:t>
      </w:r>
      <w:r w:rsidRPr="006F40B5">
        <w:rPr>
          <w:highlight w:val="yellow"/>
        </w:rPr>
        <w:t>fig</w:t>
      </w:r>
      <w:r>
        <w:rPr>
          <w:highlight w:val="yellow"/>
        </w:rPr>
        <w:t>5</w:t>
      </w:r>
      <w:r w:rsidRPr="006F40B5">
        <w:rPr>
          <w:highlight w:val="yellow"/>
        </w:rPr>
        <w:t>]</w:t>
      </w:r>
    </w:p>
    <w:p w14:paraId="30BBC3C3" w14:textId="31E28343" w:rsidR="00B02ED5" w:rsidRPr="00251DF4" w:rsidRDefault="00B7010F" w:rsidP="00B7010F">
      <w:pPr>
        <w:pStyle w:val="Caption"/>
      </w:pPr>
      <w:r w:rsidRPr="00251DF4">
        <w:t xml:space="preserve">Figur </w:t>
      </w:r>
      <w:fldSimple w:instr=" SEQ Figur \* ARABIC ">
        <w:r w:rsidR="004F7C3A">
          <w:rPr>
            <w:noProof/>
          </w:rPr>
          <w:t>10</w:t>
        </w:r>
      </w:fldSimple>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1C6CC6A" w:rsidR="001A7CBF" w:rsidRPr="00251DF4" w:rsidRDefault="006F40B5" w:rsidP="001A7CBF">
      <w:pPr>
        <w:keepNext/>
      </w:pPr>
      <w:bookmarkStart w:id="34" w:name="_Ref83042474"/>
      <w:r>
        <w:rPr>
          <w:highlight w:val="yellow"/>
        </w:rPr>
        <w:t>[</w:t>
      </w:r>
      <w:r w:rsidRPr="006F40B5">
        <w:rPr>
          <w:highlight w:val="yellow"/>
        </w:rPr>
        <w:t>python</w:t>
      </w:r>
      <w:r>
        <w:rPr>
          <w:highlight w:val="yellow"/>
        </w:rPr>
        <w:t>_</w:t>
      </w:r>
      <w:r w:rsidRPr="006F40B5">
        <w:rPr>
          <w:highlight w:val="yellow"/>
        </w:rPr>
        <w:t>fig</w:t>
      </w:r>
      <w:r>
        <w:rPr>
          <w:highlight w:val="yellow"/>
        </w:rPr>
        <w:t>6</w:t>
      </w:r>
      <w:r w:rsidRPr="006F40B5">
        <w:rPr>
          <w:highlight w:val="yellow"/>
        </w:rPr>
        <w:t>]</w:t>
      </w:r>
    </w:p>
    <w:p w14:paraId="0D6E5EE0" w14:textId="606D5B19" w:rsidR="00E909A3" w:rsidRPr="00251DF4" w:rsidRDefault="00E909A3" w:rsidP="00E909A3">
      <w:pPr>
        <w:pStyle w:val="Caption"/>
      </w:pPr>
      <w:bookmarkStart w:id="35" w:name="_Ref112317181"/>
      <w:r w:rsidRPr="00251DF4">
        <w:t xml:space="preserve">Figur </w:t>
      </w:r>
      <w:fldSimple w:instr=" SEQ Figur \* ARABIC ">
        <w:r w:rsidR="004F7C3A">
          <w:rPr>
            <w:noProof/>
          </w:rPr>
          <w:t>11</w:t>
        </w:r>
      </w:fldSimple>
      <w:bookmarkEnd w:id="34"/>
      <w:bookmarkEnd w:id="35"/>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6" w:name="_Toc120868578"/>
      <w:r w:rsidRPr="00251DF4">
        <w:rPr>
          <w:rFonts w:asciiTheme="minorHAnsi" w:hAnsiTheme="minorHAnsi"/>
          <w:lang w:eastAsia="en-US"/>
        </w:rPr>
        <w:t>Oppsummering og vurdering av resultater</w:t>
      </w:r>
      <w:bookmarkEnd w:id="36"/>
    </w:p>
    <w:p w14:paraId="78778035" w14:textId="75A18A4C" w:rsidR="00223EE8" w:rsidRPr="00251DF4" w:rsidRDefault="00223EE8" w:rsidP="00223EE8">
      <w:r w:rsidRPr="00251DF4">
        <w:t xml:space="preserve">Effektiv varmeledningsevne er målt til </w:t>
      </w:r>
      <w:r w:rsidR="00CD6ED3" w:rsidRPr="00CD6ED3">
        <w:rPr>
          <w:highlight w:val="yellow"/>
        </w:rPr>
        <w:t>[python_ledn_evne]</w:t>
      </w:r>
      <w:r w:rsidR="00CD6ED3">
        <w:t xml:space="preserve"> </w:t>
      </w:r>
      <w:r w:rsidRPr="00251DF4">
        <w:t>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66EE8221" w:rsidR="00223EE8" w:rsidRPr="00251DF4" w:rsidRDefault="00223EE8" w:rsidP="00223EE8">
      <w:r w:rsidRPr="00251DF4">
        <w:t xml:space="preserve">Den termiske borehullsmotstanden som ble målt til </w:t>
      </w:r>
      <w:r w:rsidR="00CD6ED3" w:rsidRPr="00CD6ED3">
        <w:rPr>
          <w:highlight w:val="yellow"/>
        </w:rPr>
        <w:t>[python_motstand]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403D10" w:rsidRPr="00403D10">
        <w:rPr>
          <w:highlight w:val="yellow"/>
        </w:rPr>
        <w:t>[python_uforst_temp]</w:t>
      </w:r>
      <w:r w:rsidR="00403D10">
        <w:t xml:space="preserve"> </w:t>
      </w:r>
      <w:r w:rsidRPr="00251DF4">
        <w:t xml:space="preserve">°C.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403D10" w:rsidRPr="00073671">
        <w:rPr>
          <w:highlight w:val="yellow"/>
        </w:rPr>
        <w:t>[python_</w:t>
      </w:r>
      <w:r w:rsidR="00403D10">
        <w:rPr>
          <w:highlight w:val="yellow"/>
        </w:rPr>
        <w:t>0_02_pluss_</w:t>
      </w:r>
      <w:r w:rsidR="00403D10" w:rsidRPr="00073671">
        <w:rPr>
          <w:highlight w:val="yellow"/>
        </w:rPr>
        <w:t>motstand]</w:t>
      </w:r>
      <w:r w:rsidR="00403D10">
        <w:t xml:space="preserve"> </w:t>
      </w:r>
      <w:r w:rsidRPr="00251DF4">
        <w:t>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7" w:name="_Toc120868579"/>
      <w:r w:rsidRPr="00251DF4">
        <w:rPr>
          <w:rFonts w:asciiTheme="minorHAnsi" w:hAnsiTheme="minorHAnsi"/>
          <w:lang w:eastAsia="en-US"/>
        </w:rPr>
        <w:lastRenderedPageBreak/>
        <w:t>Kilder</w:t>
      </w:r>
      <w:bookmarkEnd w:id="37"/>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w:t>
      </w:r>
      <w:proofErr w:type="spellStart"/>
      <w:r w:rsidRPr="00251DF4">
        <w:rPr>
          <w:lang w:val="en-US"/>
        </w:rPr>
        <w:t>Bassetti</w:t>
      </w:r>
      <w:proofErr w:type="spellEnd"/>
      <w:r w:rsidRPr="00251DF4">
        <w:rPr>
          <w:lang w:val="en-US"/>
        </w:rPr>
        <w:t xml:space="preserve">,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8" w:name="_Toc120868580"/>
      <w:r w:rsidRPr="00251DF4">
        <w:rPr>
          <w:rFonts w:asciiTheme="minorHAnsi" w:hAnsiTheme="minorHAnsi"/>
        </w:rPr>
        <w:lastRenderedPageBreak/>
        <w:t>Vedlegg 1 – Brønnskjema</w:t>
      </w:r>
      <w:bookmarkEnd w:id="38"/>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00000" w:rsidP="0045553D">
          <w:pPr>
            <w:spacing w:line="259" w:lineRule="auto"/>
          </w:pPr>
        </w:p>
      </w:sdtContent>
    </w:sdt>
    <w:sectPr w:rsidR="00BF3167" w:rsidRPr="00251DF4" w:rsidSect="005A168F">
      <w:headerReference w:type="default" r:id="rId34"/>
      <w:footerReference w:type="default" r:id="rId35"/>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29BB7" w14:textId="77777777" w:rsidR="009779C6" w:rsidRDefault="009779C6" w:rsidP="009C1287">
      <w:r>
        <w:separator/>
      </w:r>
    </w:p>
  </w:endnote>
  <w:endnote w:type="continuationSeparator" w:id="0">
    <w:p w14:paraId="0DBAFC65" w14:textId="77777777" w:rsidR="009779C6" w:rsidRDefault="009779C6"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EE7CC282-C12D-4708-80E1-42FB4FA5C209}"/>
  </w:font>
  <w:font w:name="Times New Roman">
    <w:panose1 w:val="02020603050405020304"/>
    <w:charset w:val="00"/>
    <w:family w:val="roman"/>
    <w:pitch w:val="variable"/>
    <w:sig w:usb0="E0002EFF" w:usb1="C000785B" w:usb2="00000009" w:usb3="00000000" w:csb0="000001FF" w:csb1="00000000"/>
    <w:embedRegular r:id="rId2" w:fontKey="{1A349D05-2287-4B1B-BBC5-9E1143947297}"/>
    <w:embedBold r:id="rId3" w:fontKey="{285C1BB7-2C93-44F7-BD88-BC5B8B4EDD99}"/>
    <w:embedItalic r:id="rId4" w:fontKey="{B45AC4A5-C412-4F6C-A84D-0ABC9CA729BF}"/>
  </w:font>
  <w:font w:name="Avenir Next LT Pro">
    <w:altName w:val="Calibri"/>
    <w:charset w:val="00"/>
    <w:family w:val="swiss"/>
    <w:pitch w:val="variable"/>
    <w:sig w:usb0="800000EF" w:usb1="5000204A" w:usb2="00000000" w:usb3="00000000" w:csb0="00000093" w:csb1="00000000"/>
    <w:embedRegular r:id="rId5" w:fontKey="{0D6FC616-7DBB-4F1E-9FCD-4E045B8B4B2E}"/>
    <w:embedBold r:id="rId6" w:fontKey="{0A17EB90-41FF-4A10-A6EB-5843F94EA70F}"/>
    <w:embedItalic r:id="rId7" w:fontKey="{633172EF-F4D4-425A-AABA-D13BC0CA5A30}"/>
  </w:font>
  <w:font w:name="Courier New">
    <w:panose1 w:val="02070309020205020404"/>
    <w:charset w:val="00"/>
    <w:family w:val="modern"/>
    <w:pitch w:val="fixed"/>
    <w:sig w:usb0="E0002EFF" w:usb1="C0007843" w:usb2="00000009" w:usb3="00000000" w:csb0="000001FF" w:csb1="00000000"/>
    <w:embedRegular r:id="rId8" w:fontKey="{846E6A48-0737-44F5-9D88-9C269FA05DD7}"/>
  </w:font>
  <w:font w:name="Wingdings">
    <w:panose1 w:val="05000000000000000000"/>
    <w:charset w:val="02"/>
    <w:family w:val="auto"/>
    <w:pitch w:val="variable"/>
    <w:sig w:usb0="00000000" w:usb1="10000000" w:usb2="00000000" w:usb3="00000000" w:csb0="80000000" w:csb1="00000000"/>
    <w:embedRegular r:id="rId9" w:fontKey="{9ACC94B3-48EA-431A-8AC2-805A9105532B}"/>
  </w:font>
  <w:font w:name="Century Gothic">
    <w:panose1 w:val="020B0502020202020204"/>
    <w:charset w:val="00"/>
    <w:family w:val="swiss"/>
    <w:pitch w:val="variable"/>
    <w:sig w:usb0="00000287" w:usb1="00000000" w:usb2="00000000" w:usb3="00000000" w:csb0="0000009F" w:csb1="00000000"/>
    <w:embedRegular r:id="rId10" w:fontKey="{66F67D59-DB4E-4B1E-A963-D0775888996C}"/>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7EE9FBB5-8DCB-435A-8734-877F6C6663A7}"/>
    <w:embedBold r:id="rId12" w:fontKey="{3C66DF81-F40F-4B94-B09B-801839372D32}"/>
  </w:font>
  <w:font w:name="Cambria Math">
    <w:panose1 w:val="02040503050406030204"/>
    <w:charset w:val="00"/>
    <w:family w:val="roman"/>
    <w:pitch w:val="variable"/>
    <w:sig w:usb0="E00006FF" w:usb1="420024FF" w:usb2="02000000" w:usb3="00000000" w:csb0="0000019F" w:csb1="00000000"/>
    <w:embedRegular r:id="rId13" w:fontKey="{3B53FAFD-B474-4F15-9A44-EED226D67C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8AC9" w14:textId="77777777" w:rsidR="00041CEA" w:rsidRDefault="0004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C2F9AB1"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 xml:space="preserve">Termisk responstest – </w:t>
        </w:r>
        <w:r w:rsidR="00041CEA">
          <w:t>[python_sted]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0D4F9" w14:textId="77777777" w:rsidR="00041CEA" w:rsidRDefault="00041C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19C3C282" w:rsidR="0003013C" w:rsidRPr="002C11BE" w:rsidRDefault="009C79F0" w:rsidP="005A168F">
    <w:pPr>
      <w:pStyle w:val="Footer"/>
      <w:ind w:left="-624" w:right="-624"/>
    </w:pPr>
    <w:r w:rsidRPr="009C79F0">
      <w:t xml:space="preserve">Rapport – </w:t>
    </w:r>
    <w:sdt>
      <w:sdtPr>
        <w:rPr>
          <w:highlight w:val="yellow"/>
        </w:r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rsidRPr="00041CEA">
          <w:rPr>
            <w:highlight w:val="yellow"/>
          </w:rPr>
          <w:t xml:space="preserve">Termisk responstest – </w:t>
        </w:r>
        <w:r w:rsidR="00041CEA" w:rsidRPr="00041CEA">
          <w:rPr>
            <w:highlight w:val="yellow"/>
          </w:rPr>
          <w:t>[python_sted]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FEB42" w14:textId="77777777" w:rsidR="009779C6" w:rsidRDefault="009779C6" w:rsidP="009C1287">
      <w:r>
        <w:separator/>
      </w:r>
    </w:p>
  </w:footnote>
  <w:footnote w:type="continuationSeparator" w:id="0">
    <w:p w14:paraId="6A01F34A" w14:textId="77777777" w:rsidR="009779C6" w:rsidRDefault="009779C6"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90E9E" w14:textId="77777777" w:rsidR="00041CEA" w:rsidRDefault="0004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5"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18"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D8539" w14:textId="77777777" w:rsidR="00041CEA" w:rsidRDefault="00041C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30BC"/>
    <w:rsid w:val="000370ED"/>
    <w:rsid w:val="00041CEA"/>
    <w:rsid w:val="000421DC"/>
    <w:rsid w:val="00046159"/>
    <w:rsid w:val="0004715B"/>
    <w:rsid w:val="00053090"/>
    <w:rsid w:val="00057598"/>
    <w:rsid w:val="000633BC"/>
    <w:rsid w:val="00073671"/>
    <w:rsid w:val="000838CB"/>
    <w:rsid w:val="00092194"/>
    <w:rsid w:val="00097882"/>
    <w:rsid w:val="00097979"/>
    <w:rsid w:val="000A6B1D"/>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80FFB"/>
    <w:rsid w:val="0038427C"/>
    <w:rsid w:val="0039218C"/>
    <w:rsid w:val="003923F8"/>
    <w:rsid w:val="00393602"/>
    <w:rsid w:val="003A44C7"/>
    <w:rsid w:val="003A60EC"/>
    <w:rsid w:val="003B1C9E"/>
    <w:rsid w:val="003B4F32"/>
    <w:rsid w:val="003D6B57"/>
    <w:rsid w:val="003D783C"/>
    <w:rsid w:val="003E1AA3"/>
    <w:rsid w:val="003E20D5"/>
    <w:rsid w:val="003E5372"/>
    <w:rsid w:val="003F1577"/>
    <w:rsid w:val="003F58EA"/>
    <w:rsid w:val="00402A8C"/>
    <w:rsid w:val="00403D10"/>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4382F"/>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40B5"/>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0CAE"/>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36505"/>
    <w:rsid w:val="009502BE"/>
    <w:rsid w:val="00953C05"/>
    <w:rsid w:val="00957F21"/>
    <w:rsid w:val="00960F7C"/>
    <w:rsid w:val="009623B2"/>
    <w:rsid w:val="009779C6"/>
    <w:rsid w:val="00981F79"/>
    <w:rsid w:val="00984F30"/>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9F1A27"/>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1E76"/>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77C42"/>
    <w:rsid w:val="00C80A44"/>
    <w:rsid w:val="00C81991"/>
    <w:rsid w:val="00C91BB7"/>
    <w:rsid w:val="00C979B4"/>
    <w:rsid w:val="00CA3AA4"/>
    <w:rsid w:val="00CA47D5"/>
    <w:rsid w:val="00CB2491"/>
    <w:rsid w:val="00CC0162"/>
    <w:rsid w:val="00CD6ED3"/>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36904"/>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7A5B"/>
    <w:rsid w:val="00F67C66"/>
    <w:rsid w:val="00F76370"/>
    <w:rsid w:val="00F76719"/>
    <w:rsid w:val="00F800B0"/>
    <w:rsid w:val="00F9416E"/>
    <w:rsid w:val="00F94A75"/>
    <w:rsid w:val="00FA0256"/>
    <w:rsid w:val="00FB59B3"/>
    <w:rsid w:val="00FC4B55"/>
    <w:rsid w:val="00FC76FE"/>
    <w:rsid w:val="00FD2146"/>
    <w:rsid w:val="00FD54C2"/>
    <w:rsid w:val="00FD564A"/>
    <w:rsid w:val="00FE13B4"/>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DefaultParagraphFont"/>
    <w:rsid w:val="00AC5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eader" Target="header1.xml"/><Relationship Id="rId26" Type="http://schemas.openxmlformats.org/officeDocument/2006/relationships/image" Target="media/image6.jpeg"/><Relationship Id="rId39" Type="http://schemas.openxmlformats.org/officeDocument/2006/relationships/theme" Target="theme/theme1.xml"/><Relationship Id="rId21" Type="http://schemas.openxmlformats.org/officeDocument/2006/relationships/footer" Target="footer2.xml"/><Relationship Id="rId34" Type="http://schemas.openxmlformats.org/officeDocument/2006/relationships/header" Target="header4.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www.ngu.no" TargetMode="External"/><Relationship Id="rId33" Type="http://schemas.openxmlformats.org/officeDocument/2006/relationships/image" Target="media/image9.sv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hyperlink" Target="http://epubl.luth.se/1402-1757/1998/37/LTU-LIC-9837-SE.pdf"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geo.ngu.no/kart/berggrunn/" TargetMode="External"/><Relationship Id="rId32" Type="http://schemas.openxmlformats.org/officeDocument/2006/relationships/image" Target="media/image8.png"/><Relationship Id="rId37"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footer" Target="footer3.xml"/><Relationship Id="rId28" Type="http://schemas.openxmlformats.org/officeDocument/2006/relationships/hyperlink" Target="https://kart.asplanviak.no/" TargetMode="Externa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hyperlink" Target="http://geo.ngu.no/kart/losmasse/"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7.png"/><Relationship Id="rId30" Type="http://schemas.openxmlformats.org/officeDocument/2006/relationships/hyperlink" Target="http://epubl.luth.se/1402-1544/2002/39/LTU-DT-0239-SE.pdf" TargetMode="External"/><Relationship Id="rId35" Type="http://schemas.openxmlformats.org/officeDocument/2006/relationships/footer" Target="footer4.xml"/><Relationship Id="rId8" Type="http://schemas.openxmlformats.org/officeDocument/2006/relationships/styles" Target="styl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0E21D0"/>
    <w:rsid w:val="0016045E"/>
    <w:rsid w:val="00237BCE"/>
    <w:rsid w:val="002B4CBB"/>
    <w:rsid w:val="00373985"/>
    <w:rsid w:val="00505331"/>
    <w:rsid w:val="00512E91"/>
    <w:rsid w:val="00525BC4"/>
    <w:rsid w:val="00526B4B"/>
    <w:rsid w:val="00585114"/>
    <w:rsid w:val="005E499B"/>
    <w:rsid w:val="0075233C"/>
    <w:rsid w:val="007E197B"/>
    <w:rsid w:val="00813239"/>
    <w:rsid w:val="00832794"/>
    <w:rsid w:val="008B63A6"/>
    <w:rsid w:val="00981E89"/>
    <w:rsid w:val="00995187"/>
    <w:rsid w:val="00A72A3C"/>
    <w:rsid w:val="00A85522"/>
    <w:rsid w:val="00B554F4"/>
    <w:rsid w:val="00BC7C09"/>
    <w:rsid w:val="00BF09FE"/>
    <w:rsid w:val="00C31DC8"/>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3985"/>
    <w:rPr>
      <w:color w:val="808080"/>
    </w:rPr>
  </w:style>
  <w:style w:type="paragraph" w:customStyle="1" w:styleId="9DB1117B38D34AF6A212B4C64D9B81AC">
    <w:name w:val="9DB1117B38D34AF6A212B4C64D9B81AC"/>
    <w:rsid w:val="00585114"/>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2.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customXml/itemProps2.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3.xml><?xml version="1.0" encoding="utf-8"?>
<ds:datastoreItem xmlns:ds="http://schemas.openxmlformats.org/officeDocument/2006/customXml" ds:itemID="{D02FFE5F-B206-4A4A-9C0D-2C18987CD93A}">
  <ds:schemaRefs>
    <ds:schemaRef ds:uri="http://schemas.microsoft.com/sharepoint/v3/contenttype/forms"/>
  </ds:schemaRefs>
</ds:datastoreItem>
</file>

<file path=customXml/itemProps4.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5.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av_rapportmal.dotx</Template>
  <TotalTime>101</TotalTime>
  <Pages>16</Pages>
  <Words>2417</Words>
  <Characters>12811</Characters>
  <Application>Microsoft Office Word</Application>
  <DocSecurity>0</DocSecurity>
  <Lines>106</Lines>
  <Paragraphs>30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Termisk responstest – «Sted»</vt:lpstr>
      <vt:lpstr>Termisk responstest – «Sted»</vt:lpstr>
    </vt:vector>
  </TitlesOfParts>
  <Company/>
  <LinksUpToDate>false</LinksUpToDate>
  <CharactersWithSpaces>15198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[python_sted]</dc:title>
  <dc:subject/>
  <dc:creator>Birgit Fostervold</dc:creator>
  <cp:keywords>Av-BikubeMal</cp:keywords>
  <dc:description/>
  <cp:lastModifiedBy>Åsmund Fossum</cp:lastModifiedBy>
  <cp:revision>15</cp:revision>
  <dcterms:created xsi:type="dcterms:W3CDTF">2023-08-10T10:38:00Z</dcterms:created>
  <dcterms:modified xsi:type="dcterms:W3CDTF">2024-02-12T13:36:00Z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